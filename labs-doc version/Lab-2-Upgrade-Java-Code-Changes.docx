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2778985" w14:textId="073C2B0A" w:rsidR="0079626E" w:rsidRPr="0079626E" w:rsidRDefault="003569D7" w:rsidP="00045775">
      <w:pPr>
        <w:jc w:val="center"/>
        <w:rPr>
          <w:b/>
          <w:bCs/>
          <w:u w:val="single"/>
        </w:rPr>
      </w:pPr>
      <w:r w:rsidRPr="003569D7">
        <w:rPr>
          <w:b/>
          <w:bCs/>
          <w:u w:val="single"/>
          <w:lang w:val="en-US"/>
        </w:rPr>
        <w:t xml:space="preserve">Lab </w:t>
      </w:r>
      <w:r w:rsidR="006C68FE">
        <w:rPr>
          <w:b/>
          <w:bCs/>
          <w:u w:val="single"/>
          <w:lang w:val="en-US"/>
        </w:rPr>
        <w:t>2</w:t>
      </w:r>
      <w:r w:rsidR="00045775">
        <w:rPr>
          <w:b/>
          <w:bCs/>
          <w:u w:val="single"/>
          <w:lang w:val="en-US"/>
        </w:rPr>
        <w:t xml:space="preserve"> [</w:t>
      </w:r>
      <w:r w:rsidR="00294D1C">
        <w:rPr>
          <w:b/>
          <w:bCs/>
          <w:u w:val="single"/>
          <w:lang w:val="en-US"/>
        </w:rPr>
        <w:t>Upgrade Jav</w:t>
      </w:r>
      <w:r w:rsidR="005A36E8">
        <w:rPr>
          <w:b/>
          <w:bCs/>
          <w:u w:val="single"/>
          <w:lang w:val="en-US"/>
        </w:rPr>
        <w:t>a</w:t>
      </w:r>
      <w:r w:rsidR="00045775">
        <w:rPr>
          <w:b/>
          <w:bCs/>
          <w:u w:val="single"/>
          <w:lang w:val="en-US"/>
        </w:rPr>
        <w:t>]</w:t>
      </w:r>
    </w:p>
    <w:p w14:paraId="476BF279" w14:textId="29A1796D" w:rsidR="00045775" w:rsidRDefault="002952FD" w:rsidP="00045775">
      <w:pPr>
        <w:rPr>
          <w:b/>
          <w:bCs/>
          <w:u w:val="single"/>
        </w:rPr>
      </w:pPr>
      <w:r>
        <w:rPr>
          <w:b/>
          <w:bCs/>
          <w:u w:val="single"/>
        </w:rPr>
        <w:t>Upgrade Java</w:t>
      </w:r>
      <w:r w:rsidR="00FF4D4B">
        <w:rPr>
          <w:b/>
          <w:bCs/>
          <w:u w:val="single"/>
        </w:rPr>
        <w:t xml:space="preserve"> [From 8 to 21]</w:t>
      </w:r>
    </w:p>
    <w:p w14:paraId="1DA0A624" w14:textId="77777777" w:rsidR="00DA20E2" w:rsidRPr="00975FC0" w:rsidRDefault="00DA20E2" w:rsidP="00DA20E2">
      <w:pPr>
        <w:rPr>
          <w:ins w:id="0" w:author="Teck Sheng Chia" w:date="2024-10-10T17:51:00Z" w16du:dateUtc="2024-10-10T09:51:00Z"/>
        </w:rPr>
        <w:pPrChange w:id="1" w:author="Teck Sheng Chia" w:date="2024-10-10T17:51:00Z" w16du:dateUtc="2024-10-10T09:51:00Z">
          <w:pPr>
            <w:pStyle w:val="ListParagraph"/>
            <w:numPr>
              <w:numId w:val="1"/>
            </w:numPr>
            <w:tabs>
              <w:tab w:val="num" w:pos="720"/>
            </w:tabs>
            <w:ind w:hanging="360"/>
          </w:pPr>
        </w:pPrChange>
      </w:pPr>
      <w:ins w:id="2" w:author="Teck Sheng Chia" w:date="2024-10-10T17:51:00Z" w16du:dateUtc="2024-10-10T09:51:00Z">
        <w:r w:rsidRPr="00DA20E2">
          <w:t>此方案遵循前面的方案：現代化為</w:t>
        </w:r>
        <w:r w:rsidRPr="00DA20E2">
          <w:t xml:space="preserve"> Liberty</w:t>
        </w:r>
        <w:r w:rsidRPr="00DA20E2">
          <w:t>。它要求應用程式已經現代化為</w:t>
        </w:r>
        <w:r w:rsidRPr="00DA20E2">
          <w:t xml:space="preserve"> Liberty</w:t>
        </w:r>
        <w:r w:rsidRPr="00DA20E2">
          <w:t>。它從我們完成</w:t>
        </w:r>
        <w:r w:rsidRPr="00DA20E2">
          <w:t>Modernize to Liberty</w:t>
        </w:r>
        <w:r w:rsidRPr="00DA20E2">
          <w:t>場景的狀態中的代碼開始</w:t>
        </w:r>
      </w:ins>
    </w:p>
    <w:p w14:paraId="5CC8C785" w14:textId="76C278C9" w:rsidR="00975FC0" w:rsidRPr="00975FC0" w:rsidDel="00DA20E2" w:rsidRDefault="00975FC0" w:rsidP="00045775">
      <w:pPr>
        <w:rPr>
          <w:del w:id="3" w:author="Teck Sheng Chia" w:date="2024-10-10T17:51:00Z" w16du:dateUtc="2024-10-10T09:51:00Z"/>
        </w:rPr>
      </w:pPr>
      <w:del w:id="4" w:author="Teck Sheng Chia" w:date="2024-10-10T17:51:00Z" w16du:dateUtc="2024-10-10T09:51:00Z">
        <w:r w:rsidRPr="00975FC0" w:rsidDel="00DA20E2">
          <w:delText>This scenarios follows the previous scenario: Modernize to Liberty. It requires that the application is already modernized to Liberty. It begins with the code in the state that we finished the Modernize to Liberty scenario</w:delText>
        </w:r>
      </w:del>
    </w:p>
    <w:p w14:paraId="2E44C202" w14:textId="77777777" w:rsidR="00975FC0" w:rsidRPr="001C4095" w:rsidRDefault="00975FC0" w:rsidP="00975FC0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1C4095">
        <w:rPr>
          <w:rFonts w:asciiTheme="minorHAnsi" w:hAnsiTheme="minorHAnsi"/>
        </w:rPr>
        <w:t xml:space="preserve">Right click on the project, select </w:t>
      </w:r>
      <w:r w:rsidRPr="001C4095">
        <w:rPr>
          <w:rStyle w:val="Strong"/>
          <w:rFonts w:asciiTheme="minorHAnsi" w:eastAsiaTheme="majorEastAsia" w:hAnsiTheme="minorHAnsi"/>
        </w:rPr>
        <w:t xml:space="preserve">watsonx Code Assistant for Enterprise Java Applications, </w:t>
      </w:r>
      <w:r w:rsidRPr="001C4095">
        <w:rPr>
          <w:rFonts w:asciiTheme="minorHAnsi" w:hAnsiTheme="minorHAnsi"/>
        </w:rPr>
        <w:t>then select</w:t>
      </w:r>
      <w:r w:rsidRPr="001C4095">
        <w:rPr>
          <w:rStyle w:val="Strong"/>
          <w:rFonts w:asciiTheme="minorHAnsi" w:eastAsiaTheme="majorEastAsia" w:hAnsiTheme="minorHAnsi"/>
        </w:rPr>
        <w:t xml:space="preserve"> </w:t>
      </w:r>
      <w:r w:rsidRPr="001C4095">
        <w:rPr>
          <w:rFonts w:asciiTheme="minorHAnsi" w:hAnsiTheme="minorHAnsi"/>
        </w:rPr>
        <w:t>Upgrade Java version. You should see the following panel appear:</w:t>
      </w:r>
    </w:p>
    <w:p w14:paraId="48A08BDF" w14:textId="4EB57A0E" w:rsidR="00F91CBC" w:rsidRDefault="00975FC0" w:rsidP="00975FC0">
      <w:pPr>
        <w:ind w:left="720"/>
      </w:pPr>
      <w:r w:rsidRPr="00975FC0">
        <w:rPr>
          <w:noProof/>
        </w:rPr>
        <w:drawing>
          <wp:inline distT="0" distB="0" distL="0" distR="0" wp14:anchorId="231840A8" wp14:editId="5D2FFB27">
            <wp:extent cx="5731510" cy="2282190"/>
            <wp:effectExtent l="0" t="0" r="0" b="3810"/>
            <wp:docPr id="1663329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32900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A63D" w14:textId="77777777" w:rsidR="00975FC0" w:rsidRDefault="00975FC0" w:rsidP="00975FC0">
      <w:pPr>
        <w:ind w:left="720"/>
      </w:pPr>
    </w:p>
    <w:p w14:paraId="182C4364" w14:textId="77777777" w:rsidR="00A04FB5" w:rsidRPr="001C4095" w:rsidRDefault="00A04FB5" w:rsidP="00A04FB5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1C4095">
        <w:rPr>
          <w:rFonts w:asciiTheme="minorHAnsi" w:hAnsiTheme="minorHAnsi"/>
        </w:rPr>
        <w:t xml:space="preserve">Before you </w:t>
      </w:r>
      <w:proofErr w:type="spellStart"/>
      <w:r w:rsidRPr="001C4095">
        <w:rPr>
          <w:rFonts w:asciiTheme="minorHAnsi" w:hAnsiTheme="minorHAnsi"/>
        </w:rPr>
        <w:t>analyze</w:t>
      </w:r>
      <w:proofErr w:type="spellEnd"/>
      <w:r w:rsidRPr="001C4095">
        <w:rPr>
          <w:rFonts w:asciiTheme="minorHAnsi" w:hAnsiTheme="minorHAnsi"/>
        </w:rPr>
        <w:t xml:space="preserve"> the application, the application needs to be built. If </w:t>
      </w:r>
      <w:proofErr w:type="spellStart"/>
      <w:r w:rsidRPr="001C4095">
        <w:rPr>
          <w:rFonts w:asciiTheme="minorHAnsi" w:hAnsiTheme="minorHAnsi"/>
        </w:rPr>
        <w:t>its</w:t>
      </w:r>
      <w:proofErr w:type="spellEnd"/>
      <w:r w:rsidRPr="001C4095">
        <w:rPr>
          <w:rFonts w:asciiTheme="minorHAnsi" w:hAnsiTheme="minorHAnsi"/>
        </w:rPr>
        <w:t xml:space="preserve"> not built at this point build it now (command line: </w:t>
      </w:r>
      <w:proofErr w:type="spellStart"/>
      <w:r w:rsidRPr="001C4095">
        <w:rPr>
          <w:rFonts w:asciiTheme="minorHAnsi" w:hAnsiTheme="minorHAnsi"/>
          <w:b/>
          <w:bCs/>
        </w:rPr>
        <w:t>mvn</w:t>
      </w:r>
      <w:proofErr w:type="spellEnd"/>
      <w:r w:rsidRPr="001C4095">
        <w:rPr>
          <w:rFonts w:asciiTheme="minorHAnsi" w:hAnsiTheme="minorHAnsi"/>
          <w:b/>
          <w:bCs/>
        </w:rPr>
        <w:t xml:space="preserve"> clean package</w:t>
      </w:r>
      <w:r w:rsidRPr="001C4095">
        <w:rPr>
          <w:rFonts w:asciiTheme="minorHAnsi" w:hAnsiTheme="minorHAnsi"/>
        </w:rPr>
        <w:t>, or via the IDE UI if you have that configured). See also the previous note on Java versions in the building section.</w:t>
      </w:r>
    </w:p>
    <w:p w14:paraId="7522036E" w14:textId="77777777" w:rsidR="00A04FB5" w:rsidRPr="001C4095" w:rsidRDefault="00A04FB5" w:rsidP="00A04FB5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1C4095">
        <w:rPr>
          <w:rFonts w:asciiTheme="minorHAnsi" w:hAnsiTheme="minorHAnsi"/>
        </w:rPr>
        <w:t xml:space="preserve">Ensure Java21 is selected and Click the </w:t>
      </w:r>
      <w:proofErr w:type="spellStart"/>
      <w:r w:rsidRPr="001C4095">
        <w:rPr>
          <w:rFonts w:asciiTheme="minorHAnsi" w:hAnsiTheme="minorHAnsi"/>
          <w:b/>
          <w:bCs/>
        </w:rPr>
        <w:t>Analyze</w:t>
      </w:r>
      <w:proofErr w:type="spellEnd"/>
      <w:r w:rsidRPr="001C4095">
        <w:rPr>
          <w:rFonts w:asciiTheme="minorHAnsi" w:hAnsiTheme="minorHAnsi"/>
          <w:b/>
          <w:bCs/>
        </w:rPr>
        <w:t xml:space="preserve"> application</w:t>
      </w:r>
      <w:r w:rsidRPr="001C4095">
        <w:rPr>
          <w:rFonts w:asciiTheme="minorHAnsi" w:hAnsiTheme="minorHAnsi"/>
        </w:rPr>
        <w:t xml:space="preserve"> button. After a few moments you should see the issues. There is one issue with an auto fix, and one issue with a LLM assisted fix:</w:t>
      </w:r>
    </w:p>
    <w:p w14:paraId="3E20627B" w14:textId="4550B575" w:rsidR="00975FC0" w:rsidRDefault="008F2CA4" w:rsidP="00A04FB5">
      <w:pPr>
        <w:pStyle w:val="ListParagraph"/>
      </w:pPr>
      <w:r w:rsidRPr="008F2CA4">
        <w:rPr>
          <w:noProof/>
        </w:rPr>
        <w:lastRenderedPageBreak/>
        <w:drawing>
          <wp:inline distT="0" distB="0" distL="0" distR="0" wp14:anchorId="444E1D93" wp14:editId="648FF419">
            <wp:extent cx="5731510" cy="2717800"/>
            <wp:effectExtent l="0" t="0" r="0" b="0"/>
            <wp:docPr id="1081466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46605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62FF2" w14:textId="77777777" w:rsidR="008F2CA4" w:rsidRDefault="008F2CA4" w:rsidP="00A04FB5">
      <w:pPr>
        <w:pStyle w:val="ListParagraph"/>
      </w:pPr>
    </w:p>
    <w:p w14:paraId="2934A072" w14:textId="77777777" w:rsidR="008F2CA4" w:rsidRPr="001C4095" w:rsidRDefault="008F2CA4" w:rsidP="008F2CA4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1C4095">
        <w:rPr>
          <w:rFonts w:asciiTheme="minorHAnsi" w:hAnsiTheme="minorHAnsi"/>
        </w:rPr>
        <w:t xml:space="preserve">At this point we can run </w:t>
      </w:r>
      <w:proofErr w:type="spellStart"/>
      <w:r w:rsidRPr="001C4095">
        <w:rPr>
          <w:rFonts w:asciiTheme="minorHAnsi" w:hAnsiTheme="minorHAnsi"/>
        </w:rPr>
        <w:t>ModResorts</w:t>
      </w:r>
      <w:proofErr w:type="spellEnd"/>
      <w:r w:rsidRPr="001C4095">
        <w:rPr>
          <w:rFonts w:asciiTheme="minorHAnsi" w:hAnsiTheme="minorHAnsi"/>
        </w:rPr>
        <w:t xml:space="preserve"> in a Java21 environment to observe how the application is not functioning correctly </w:t>
      </w:r>
      <w:r w:rsidRPr="001C4095">
        <w:rPr>
          <w:rFonts w:asciiTheme="minorHAnsi" w:hAnsiTheme="minorHAnsi"/>
          <w:b/>
          <w:bCs/>
        </w:rPr>
        <w:t>BEFORE</w:t>
      </w:r>
      <w:r w:rsidRPr="001C4095">
        <w:rPr>
          <w:rFonts w:asciiTheme="minorHAnsi" w:hAnsiTheme="minorHAnsi"/>
        </w:rPr>
        <w:t xml:space="preserve"> we fix the Java upgrade issues. </w:t>
      </w:r>
    </w:p>
    <w:p w14:paraId="62FBF660" w14:textId="77777777" w:rsidR="008F2CA4" w:rsidRPr="001C4095" w:rsidRDefault="008F2CA4" w:rsidP="001C4095">
      <w:pPr>
        <w:pStyle w:val="NormalWeb"/>
        <w:numPr>
          <w:ilvl w:val="0"/>
          <w:numId w:val="25"/>
        </w:numPr>
        <w:rPr>
          <w:rFonts w:asciiTheme="minorHAnsi" w:hAnsiTheme="minorHAnsi"/>
        </w:rPr>
      </w:pPr>
      <w:r w:rsidRPr="001C4095">
        <w:rPr>
          <w:rFonts w:asciiTheme="minorHAnsi" w:hAnsiTheme="minorHAnsi"/>
        </w:rPr>
        <w:t xml:space="preserve">Start the application using Liberty tools. Make sure its running with Java 21 but clicking </w:t>
      </w:r>
      <w:r w:rsidRPr="001C4095">
        <w:rPr>
          <w:rFonts w:asciiTheme="minorHAnsi" w:hAnsiTheme="minorHAnsi"/>
          <w:b/>
          <w:bCs/>
        </w:rPr>
        <w:t>Start…</w:t>
      </w:r>
      <w:r w:rsidRPr="001C4095">
        <w:rPr>
          <w:rFonts w:asciiTheme="minorHAnsi" w:hAnsiTheme="minorHAnsi"/>
        </w:rPr>
        <w:t xml:space="preserve"> on the Liberty tools dashboard, and then selecting Java 21 in the JRE tab:</w:t>
      </w:r>
    </w:p>
    <w:p w14:paraId="6EA82055" w14:textId="6DF4F198" w:rsidR="008F2CA4" w:rsidRDefault="008F2CA4" w:rsidP="008F2CA4">
      <w:pPr>
        <w:pStyle w:val="ListParagraph"/>
      </w:pPr>
      <w:r w:rsidRPr="008F2CA4">
        <w:rPr>
          <w:noProof/>
        </w:rPr>
        <w:drawing>
          <wp:inline distT="0" distB="0" distL="0" distR="0" wp14:anchorId="68E53699" wp14:editId="4CBC34D3">
            <wp:extent cx="5731510" cy="2705100"/>
            <wp:effectExtent l="0" t="0" r="0" b="0"/>
            <wp:docPr id="16739908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99089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F8C3A" w14:textId="77777777" w:rsidR="008F2CA4" w:rsidRDefault="008F2CA4" w:rsidP="008F2CA4">
      <w:pPr>
        <w:pStyle w:val="ListParagraph"/>
      </w:pPr>
    </w:p>
    <w:p w14:paraId="5D06A62B" w14:textId="77777777" w:rsidR="001C4095" w:rsidRPr="001C4095" w:rsidRDefault="001C4095" w:rsidP="001C4095">
      <w:pPr>
        <w:pStyle w:val="NormalWeb"/>
        <w:numPr>
          <w:ilvl w:val="0"/>
          <w:numId w:val="25"/>
        </w:numPr>
        <w:rPr>
          <w:rFonts w:asciiTheme="minorHAnsi" w:hAnsiTheme="minorHAnsi"/>
        </w:rPr>
      </w:pPr>
      <w:r w:rsidRPr="001C4095">
        <w:rPr>
          <w:rFonts w:asciiTheme="minorHAnsi" w:hAnsiTheme="minorHAnsi"/>
        </w:rPr>
        <w:t xml:space="preserve">When the application is running, go to </w:t>
      </w:r>
      <w:hyperlink r:id="rId8" w:tgtFrame="_blank" w:history="1">
        <w:r w:rsidRPr="001C4095">
          <w:rPr>
            <w:rFonts w:asciiTheme="minorHAnsi" w:hAnsiTheme="minorHAnsi"/>
          </w:rPr>
          <w:t>http://localhost:9080/resorts,</w:t>
        </w:r>
      </w:hyperlink>
      <w:r w:rsidRPr="001C4095">
        <w:rPr>
          <w:rFonts w:asciiTheme="minorHAnsi" w:hAnsiTheme="minorHAnsi"/>
        </w:rPr>
        <w:t xml:space="preserve"> and click the Where to drop-down. Select any value. You should observer ERRORs in the UI:</w:t>
      </w:r>
    </w:p>
    <w:p w14:paraId="1A80E4FC" w14:textId="795B3822" w:rsidR="001C4095" w:rsidRPr="001C4095" w:rsidRDefault="001C4095" w:rsidP="001C4095">
      <w:pPr>
        <w:ind w:left="360"/>
      </w:pPr>
      <w:r w:rsidRPr="001C4095">
        <w:rPr>
          <w:noProof/>
        </w:rPr>
        <w:lastRenderedPageBreak/>
        <w:drawing>
          <wp:inline distT="0" distB="0" distL="0" distR="0" wp14:anchorId="52E41C0B" wp14:editId="23A6D497">
            <wp:extent cx="5731510" cy="4984750"/>
            <wp:effectExtent l="0" t="0" r="0" b="6350"/>
            <wp:docPr id="144900073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00731" name="Picture 1" descr="A screenshot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53B03" w14:textId="77777777" w:rsidR="001C4095" w:rsidRDefault="001C4095" w:rsidP="001C4095">
      <w:pPr>
        <w:pStyle w:val="NormalWeb"/>
        <w:numPr>
          <w:ilvl w:val="0"/>
          <w:numId w:val="25"/>
        </w:numPr>
        <w:rPr>
          <w:rFonts w:asciiTheme="minorHAnsi" w:hAnsiTheme="minorHAnsi"/>
        </w:rPr>
      </w:pPr>
      <w:r w:rsidRPr="001C4095">
        <w:rPr>
          <w:rFonts w:asciiTheme="minorHAnsi" w:hAnsiTheme="minorHAnsi"/>
        </w:rPr>
        <w:t xml:space="preserve">These errors are ultimately the result of the Java upgrade issue with the </w:t>
      </w:r>
      <w:proofErr w:type="spellStart"/>
      <w:r w:rsidRPr="001C4095">
        <w:rPr>
          <w:rFonts w:asciiTheme="minorHAnsi" w:hAnsiTheme="minorHAnsi"/>
        </w:rPr>
        <w:t>MBeanOperatorInfo</w:t>
      </w:r>
      <w:proofErr w:type="spellEnd"/>
      <w:r w:rsidRPr="001C4095">
        <w:rPr>
          <w:rFonts w:asciiTheme="minorHAnsi" w:hAnsiTheme="minorHAnsi"/>
        </w:rPr>
        <w:t xml:space="preserve"> constructor which causes a server error when fetching data for the UI.</w:t>
      </w:r>
    </w:p>
    <w:p w14:paraId="294809F0" w14:textId="0A784737" w:rsidR="00F11099" w:rsidRPr="00F11099" w:rsidRDefault="00F11099" w:rsidP="00F11099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F11099">
        <w:rPr>
          <w:rFonts w:asciiTheme="minorHAnsi" w:hAnsiTheme="minorHAnsi"/>
        </w:rPr>
        <w:t xml:space="preserve">Back in Eclipse, Click the </w:t>
      </w:r>
      <w:r w:rsidRPr="00F11099">
        <w:rPr>
          <w:rFonts w:asciiTheme="minorHAnsi" w:hAnsiTheme="minorHAnsi"/>
          <w:b/>
          <w:bCs/>
        </w:rPr>
        <w:t>Run auto-fixes</w:t>
      </w:r>
      <w:r w:rsidRPr="00F11099">
        <w:rPr>
          <w:rFonts w:asciiTheme="minorHAnsi" w:hAnsiTheme="minorHAnsi"/>
        </w:rPr>
        <w:t xml:space="preserve"> button.</w:t>
      </w:r>
    </w:p>
    <w:p w14:paraId="04AE79A6" w14:textId="77777777" w:rsidR="00F11099" w:rsidRPr="00F11099" w:rsidRDefault="00F11099" w:rsidP="00F11099">
      <w:pPr>
        <w:pStyle w:val="NormalWeb"/>
        <w:numPr>
          <w:ilvl w:val="0"/>
          <w:numId w:val="1"/>
        </w:numPr>
      </w:pPr>
      <w:r w:rsidRPr="00F11099">
        <w:t>Now we will resolve the other issue (</w:t>
      </w:r>
      <w:proofErr w:type="spellStart"/>
      <w:r w:rsidRPr="00F11099">
        <w:rPr>
          <w:b/>
          <w:bCs/>
        </w:rPr>
        <w:t>Behavior</w:t>
      </w:r>
      <w:proofErr w:type="spellEnd"/>
      <w:r w:rsidRPr="00F11099">
        <w:rPr>
          <w:b/>
          <w:bCs/>
        </w:rPr>
        <w:t xml:space="preserve"> change in the</w:t>
      </w:r>
      <w:r w:rsidRPr="00F11099">
        <w:t xml:space="preserve"> </w:t>
      </w:r>
      <w:proofErr w:type="spellStart"/>
      <w:r w:rsidRPr="00F11099">
        <w:rPr>
          <w:b/>
          <w:bCs/>
        </w:rPr>
        <w:t>javax.management.MBeanOperationInfo</w:t>
      </w:r>
      <w:proofErr w:type="spellEnd"/>
      <w:r w:rsidRPr="00F11099">
        <w:rPr>
          <w:b/>
          <w:bCs/>
        </w:rPr>
        <w:t xml:space="preserve"> constructor)</w:t>
      </w:r>
      <w:r w:rsidRPr="00F11099">
        <w:t xml:space="preserve"> with the help of the watsonx LLM.</w:t>
      </w:r>
    </w:p>
    <w:p w14:paraId="347D894E" w14:textId="77777777" w:rsidR="00F11099" w:rsidRPr="00F11099" w:rsidRDefault="00F11099" w:rsidP="00F11099">
      <w:pPr>
        <w:pStyle w:val="NormalWeb"/>
        <w:numPr>
          <w:ilvl w:val="0"/>
          <w:numId w:val="1"/>
        </w:numPr>
      </w:pPr>
      <w:r w:rsidRPr="00F11099">
        <w:t xml:space="preserve">Due to limitation in private preview release, it is not easy to know which piece of code the issue relates to. To see this, you need to click on the </w:t>
      </w:r>
      <w:r w:rsidRPr="00F11099">
        <w:rPr>
          <w:b/>
          <w:bCs/>
        </w:rPr>
        <w:t>View analysis report</w:t>
      </w:r>
      <w:r w:rsidRPr="00F11099">
        <w:t xml:space="preserve"> link. In the report, find the issue and click on </w:t>
      </w:r>
      <w:r w:rsidRPr="00F11099">
        <w:rPr>
          <w:b/>
          <w:bCs/>
        </w:rPr>
        <w:t>Show result</w:t>
      </w:r>
      <w:r w:rsidRPr="00F11099">
        <w:t>s to reveal the file, method and line for the issue.</w:t>
      </w:r>
    </w:p>
    <w:p w14:paraId="072AE122" w14:textId="2256E66D" w:rsidR="001C4095" w:rsidRDefault="00F11099" w:rsidP="00F11099">
      <w:pPr>
        <w:pStyle w:val="NormalWeb"/>
        <w:ind w:left="360"/>
        <w:rPr>
          <w:rFonts w:asciiTheme="minorHAnsi" w:hAnsiTheme="minorHAnsi"/>
        </w:rPr>
      </w:pPr>
      <w:r w:rsidRPr="00F11099">
        <w:rPr>
          <w:rFonts w:asciiTheme="minorHAnsi" w:hAnsiTheme="minorHAnsi"/>
          <w:noProof/>
        </w:rPr>
        <w:lastRenderedPageBreak/>
        <w:drawing>
          <wp:inline distT="0" distB="0" distL="0" distR="0" wp14:anchorId="7AD2A070" wp14:editId="1FFB35D4">
            <wp:extent cx="5731510" cy="1969135"/>
            <wp:effectExtent l="0" t="0" r="0" b="0"/>
            <wp:docPr id="1893011897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011897" name="Picture 1" descr="A screenshot of a web pag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6414" w14:textId="77777777" w:rsidR="00F11099" w:rsidRDefault="00F11099" w:rsidP="00F11099">
      <w:pPr>
        <w:pStyle w:val="NormalWeb"/>
        <w:numPr>
          <w:ilvl w:val="0"/>
          <w:numId w:val="1"/>
        </w:numPr>
      </w:pPr>
      <w:r>
        <w:t xml:space="preserve">Open the </w:t>
      </w:r>
      <w:proofErr w:type="spellStart"/>
      <w:r>
        <w:t>DMBeanUtils</w:t>
      </w:r>
      <w:proofErr w:type="spellEnd"/>
      <w:r>
        <w:t xml:space="preserve"> class in the IDE.</w:t>
      </w:r>
    </w:p>
    <w:p w14:paraId="63AF44B5" w14:textId="77777777" w:rsidR="00F11099" w:rsidRDefault="00F11099" w:rsidP="00F11099">
      <w:pPr>
        <w:pStyle w:val="NormalWeb"/>
        <w:numPr>
          <w:ilvl w:val="0"/>
          <w:numId w:val="1"/>
        </w:numPr>
      </w:pPr>
      <w:r>
        <w:t xml:space="preserve">Select the </w:t>
      </w:r>
      <w:proofErr w:type="spellStart"/>
      <w:r>
        <w:t>getOps</w:t>
      </w:r>
      <w:proofErr w:type="spellEnd"/>
      <w:r>
        <w:t xml:space="preserve"> method beginning with the “public static” and finishing with the enclosing “}” and click </w:t>
      </w:r>
      <w:r>
        <w:rPr>
          <w:rStyle w:val="Strong"/>
          <w:rFonts w:eastAsiaTheme="majorEastAsia"/>
        </w:rPr>
        <w:t>Help me</w:t>
      </w:r>
      <w:r>
        <w:t xml:space="preserve"> button:</w:t>
      </w:r>
    </w:p>
    <w:p w14:paraId="0911340F" w14:textId="2D2EAFFD" w:rsidR="00F11099" w:rsidRDefault="00F11099" w:rsidP="00F11099">
      <w:pPr>
        <w:pStyle w:val="NormalWeb"/>
        <w:ind w:left="720"/>
        <w:rPr>
          <w:rFonts w:asciiTheme="minorHAnsi" w:hAnsiTheme="minorHAnsi"/>
        </w:rPr>
      </w:pPr>
      <w:r w:rsidRPr="00F11099">
        <w:rPr>
          <w:rFonts w:asciiTheme="minorHAnsi" w:hAnsiTheme="minorHAnsi"/>
          <w:noProof/>
        </w:rPr>
        <w:drawing>
          <wp:inline distT="0" distB="0" distL="0" distR="0" wp14:anchorId="7322425E" wp14:editId="2BA92751">
            <wp:extent cx="5731510" cy="5104765"/>
            <wp:effectExtent l="0" t="0" r="0" b="635"/>
            <wp:docPr id="5239698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969811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56FC" w14:textId="77777777" w:rsidR="00F11099" w:rsidRDefault="00F11099" w:rsidP="00F11099">
      <w:pPr>
        <w:pStyle w:val="NormalWeb"/>
        <w:ind w:left="720"/>
        <w:rPr>
          <w:rFonts w:asciiTheme="minorHAnsi" w:hAnsiTheme="minorHAnsi"/>
        </w:rPr>
      </w:pPr>
    </w:p>
    <w:p w14:paraId="55E40A09" w14:textId="694BC376" w:rsidR="00F11099" w:rsidRPr="00556A10" w:rsidRDefault="00556A10" w:rsidP="00556A10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556A10">
        <w:rPr>
          <w:rFonts w:asciiTheme="minorHAnsi" w:hAnsiTheme="minorHAnsi"/>
        </w:rPr>
        <w:lastRenderedPageBreak/>
        <w:t xml:space="preserve">The code snippet should consist of the full </w:t>
      </w:r>
      <w:proofErr w:type="spellStart"/>
      <w:r w:rsidRPr="00556A10">
        <w:rPr>
          <w:rFonts w:asciiTheme="minorHAnsi" w:hAnsiTheme="minorHAnsi"/>
        </w:rPr>
        <w:t>getOps</w:t>
      </w:r>
      <w:proofErr w:type="spellEnd"/>
      <w:r w:rsidRPr="00556A10">
        <w:rPr>
          <w:rFonts w:asciiTheme="minorHAnsi" w:hAnsiTheme="minorHAnsi"/>
        </w:rPr>
        <w:t xml:space="preserve"> method, with the offending lines fixed. Replace your </w:t>
      </w:r>
      <w:proofErr w:type="spellStart"/>
      <w:r w:rsidRPr="00556A10">
        <w:rPr>
          <w:rFonts w:asciiTheme="minorHAnsi" w:hAnsiTheme="minorHAnsi"/>
        </w:rPr>
        <w:t>getOps</w:t>
      </w:r>
      <w:proofErr w:type="spellEnd"/>
      <w:r w:rsidRPr="00556A10">
        <w:rPr>
          <w:rFonts w:asciiTheme="minorHAnsi" w:hAnsiTheme="minorHAnsi"/>
        </w:rPr>
        <w:t xml:space="preserve"> method with the code returned from the LLM.</w:t>
      </w:r>
    </w:p>
    <w:p w14:paraId="1B46365A" w14:textId="66785F85" w:rsidR="00556A10" w:rsidRDefault="00556A10" w:rsidP="00556A10">
      <w:pPr>
        <w:pStyle w:val="NormalWeb"/>
        <w:rPr>
          <w:rFonts w:asciiTheme="minorHAnsi" w:hAnsiTheme="minorHAnsi"/>
        </w:rPr>
      </w:pPr>
      <w:r w:rsidRPr="00556A10">
        <w:rPr>
          <w:rFonts w:asciiTheme="minorHAnsi" w:hAnsiTheme="minorHAnsi"/>
          <w:noProof/>
        </w:rPr>
        <w:drawing>
          <wp:inline distT="0" distB="0" distL="0" distR="0" wp14:anchorId="3274B4A3" wp14:editId="0F4DDC2E">
            <wp:extent cx="5731510" cy="4055745"/>
            <wp:effectExtent l="0" t="0" r="0" b="0"/>
            <wp:docPr id="330470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4702" name="Picture 1" descr="A computer screen shot of a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80DE" w14:textId="77777777" w:rsidR="00556A10" w:rsidRDefault="00556A10" w:rsidP="00556A10">
      <w:pPr>
        <w:pStyle w:val="NormalWeb"/>
        <w:numPr>
          <w:ilvl w:val="0"/>
          <w:numId w:val="1"/>
        </w:numPr>
      </w:pPr>
      <w:r>
        <w:t xml:space="preserve">After saving your work, go back to the </w:t>
      </w:r>
      <w:r>
        <w:rPr>
          <w:rStyle w:val="Strong"/>
          <w:rFonts w:eastAsiaTheme="majorEastAsia"/>
        </w:rPr>
        <w:t>Java Upgrade</w:t>
      </w:r>
      <w:r>
        <w:t xml:space="preserve"> panel, and click </w:t>
      </w:r>
      <w:r>
        <w:rPr>
          <w:rStyle w:val="Strong"/>
          <w:rFonts w:eastAsiaTheme="majorEastAsia"/>
        </w:rPr>
        <w:t>Build and refresh</w:t>
      </w:r>
      <w:r>
        <w:t>. After a couple of moments, you should observe all the issues are fixed.</w:t>
      </w:r>
    </w:p>
    <w:p w14:paraId="6327E376" w14:textId="44CB4EF3" w:rsidR="00556A10" w:rsidRDefault="00556A10" w:rsidP="00556A10">
      <w:pPr>
        <w:pStyle w:val="NormalWeb"/>
        <w:ind w:left="360"/>
        <w:rPr>
          <w:rFonts w:asciiTheme="minorHAnsi" w:hAnsiTheme="minorHAnsi"/>
        </w:rPr>
      </w:pPr>
      <w:r w:rsidRPr="00556A10">
        <w:rPr>
          <w:rFonts w:asciiTheme="minorHAnsi" w:hAnsiTheme="minorHAnsi"/>
          <w:noProof/>
        </w:rPr>
        <w:drawing>
          <wp:inline distT="0" distB="0" distL="0" distR="0" wp14:anchorId="46A0A4E8" wp14:editId="1D4173AA">
            <wp:extent cx="5731510" cy="1875155"/>
            <wp:effectExtent l="0" t="0" r="0" b="4445"/>
            <wp:docPr id="15533889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8891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C737A" w14:textId="77777777" w:rsidR="00FE3C36" w:rsidRPr="00FE3C36" w:rsidRDefault="00FE3C36" w:rsidP="00FE3C36">
      <w:pPr>
        <w:pStyle w:val="NormalWeb"/>
        <w:numPr>
          <w:ilvl w:val="0"/>
          <w:numId w:val="1"/>
        </w:numPr>
      </w:pPr>
      <w:r w:rsidRPr="00FE3C36">
        <w:t xml:space="preserve">Return to </w:t>
      </w:r>
      <w:hyperlink r:id="rId14" w:tgtFrame="_blank" w:history="1">
        <w:r w:rsidRPr="00FE3C36">
          <w:rPr>
            <w:rStyle w:val="Hyperlink"/>
          </w:rPr>
          <w:t>http://localhost:9080/resorts,</w:t>
        </w:r>
      </w:hyperlink>
      <w:r w:rsidRPr="00FE3C36">
        <w:t xml:space="preserve"> and click the </w:t>
      </w:r>
      <w:r w:rsidRPr="00FE3C36">
        <w:rPr>
          <w:b/>
          <w:bCs/>
        </w:rPr>
        <w:t>Where to</w:t>
      </w:r>
      <w:r w:rsidRPr="00FE3C36">
        <w:t xml:space="preserve"> down. Select any value. You should observe that the errors have disappeared.</w:t>
      </w:r>
    </w:p>
    <w:p w14:paraId="6A9B7F7C" w14:textId="646DE49D" w:rsidR="005A376A" w:rsidRPr="00FE3C36" w:rsidRDefault="00FE3C36" w:rsidP="005A376A">
      <w:pPr>
        <w:pStyle w:val="NormalWeb"/>
        <w:ind w:left="360"/>
      </w:pPr>
      <w:proofErr w:type="spellStart"/>
      <w:r w:rsidRPr="00FE3C36">
        <w:t>ModResorts</w:t>
      </w:r>
      <w:proofErr w:type="spellEnd"/>
      <w:r w:rsidRPr="00FE3C36">
        <w:t xml:space="preserve"> is now a Liberty application and is upgraded to Java21!</w:t>
      </w:r>
    </w:p>
    <w:p w14:paraId="023ACA24" w14:textId="20779EFC" w:rsidR="00FE3C36" w:rsidRPr="001C4095" w:rsidRDefault="00FE3C36" w:rsidP="00FE3C36">
      <w:pPr>
        <w:pStyle w:val="NormalWeb"/>
        <w:rPr>
          <w:rFonts w:asciiTheme="minorHAnsi" w:hAnsiTheme="minorHAnsi"/>
        </w:rPr>
      </w:pPr>
    </w:p>
    <w:p w14:paraId="20DEEE62" w14:textId="54988B2D" w:rsidR="00F91CBC" w:rsidRPr="00F91CBC" w:rsidRDefault="00F91CBC" w:rsidP="00F91CBC"/>
    <w:sectPr w:rsidR="00F91CBC" w:rsidRPr="00F91C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320241"/>
    <w:multiLevelType w:val="hybridMultilevel"/>
    <w:tmpl w:val="AA04F5E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44098A"/>
    <w:multiLevelType w:val="multilevel"/>
    <w:tmpl w:val="64B022B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5B79B1"/>
    <w:multiLevelType w:val="hybridMultilevel"/>
    <w:tmpl w:val="8318A99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686026"/>
    <w:multiLevelType w:val="multilevel"/>
    <w:tmpl w:val="CDE089D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B0A2D0D"/>
    <w:multiLevelType w:val="hybridMultilevel"/>
    <w:tmpl w:val="3ECA60D2"/>
    <w:lvl w:ilvl="0" w:tplc="8B2C7BA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2A2D86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02687C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1BC340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4D6D47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99A993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7B0632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596689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E2C5B2D"/>
    <w:multiLevelType w:val="multilevel"/>
    <w:tmpl w:val="40A448F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EEE0515"/>
    <w:multiLevelType w:val="hybridMultilevel"/>
    <w:tmpl w:val="D5C818E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C61AD3"/>
    <w:multiLevelType w:val="multilevel"/>
    <w:tmpl w:val="821CDA4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9951BA4"/>
    <w:multiLevelType w:val="hybridMultilevel"/>
    <w:tmpl w:val="FE14E5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C5C2E40"/>
    <w:multiLevelType w:val="multilevel"/>
    <w:tmpl w:val="073841F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FC9276B"/>
    <w:multiLevelType w:val="multilevel"/>
    <w:tmpl w:val="EC2CDD5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BCD11D2"/>
    <w:multiLevelType w:val="multilevel"/>
    <w:tmpl w:val="C5001F7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391703D"/>
    <w:multiLevelType w:val="multilevel"/>
    <w:tmpl w:val="2932D94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8DC1486"/>
    <w:multiLevelType w:val="multilevel"/>
    <w:tmpl w:val="2FB8FE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E4B100C"/>
    <w:multiLevelType w:val="multilevel"/>
    <w:tmpl w:val="A600F4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5481514"/>
    <w:multiLevelType w:val="multilevel"/>
    <w:tmpl w:val="BC569F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5A353FC"/>
    <w:multiLevelType w:val="multilevel"/>
    <w:tmpl w:val="4BCE83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EC04FE7"/>
    <w:multiLevelType w:val="hybridMultilevel"/>
    <w:tmpl w:val="2B32A91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4F2E5531"/>
    <w:multiLevelType w:val="multilevel"/>
    <w:tmpl w:val="1BE47084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8C63DE0"/>
    <w:multiLevelType w:val="multilevel"/>
    <w:tmpl w:val="ECFC3F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F1E2D60"/>
    <w:multiLevelType w:val="hybridMultilevel"/>
    <w:tmpl w:val="BAF4AC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3A43488"/>
    <w:multiLevelType w:val="multilevel"/>
    <w:tmpl w:val="0130F1C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7A3031E"/>
    <w:multiLevelType w:val="multilevel"/>
    <w:tmpl w:val="798C6F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97E356A"/>
    <w:multiLevelType w:val="hybridMultilevel"/>
    <w:tmpl w:val="C274615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7C8C5800"/>
    <w:multiLevelType w:val="hybridMultilevel"/>
    <w:tmpl w:val="470E6F5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ECE69C7"/>
    <w:multiLevelType w:val="hybridMultilevel"/>
    <w:tmpl w:val="D306139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F6224A0"/>
    <w:multiLevelType w:val="hybridMultilevel"/>
    <w:tmpl w:val="BDB8F22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FEA0702"/>
    <w:multiLevelType w:val="multilevel"/>
    <w:tmpl w:val="EA3E13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34056734">
    <w:abstractNumId w:val="4"/>
  </w:num>
  <w:num w:numId="2" w16cid:durableId="892811227">
    <w:abstractNumId w:val="19"/>
  </w:num>
  <w:num w:numId="3" w16cid:durableId="1176114330">
    <w:abstractNumId w:val="5"/>
  </w:num>
  <w:num w:numId="4" w16cid:durableId="887841633">
    <w:abstractNumId w:val="1"/>
  </w:num>
  <w:num w:numId="5" w16cid:durableId="1240948114">
    <w:abstractNumId w:val="6"/>
  </w:num>
  <w:num w:numId="6" w16cid:durableId="1425493914">
    <w:abstractNumId w:val="0"/>
  </w:num>
  <w:num w:numId="7" w16cid:durableId="1026639913">
    <w:abstractNumId w:val="26"/>
  </w:num>
  <w:num w:numId="8" w16cid:durableId="1435594924">
    <w:abstractNumId w:val="10"/>
  </w:num>
  <w:num w:numId="9" w16cid:durableId="1713576726">
    <w:abstractNumId w:val="20"/>
  </w:num>
  <w:num w:numId="10" w16cid:durableId="210121641">
    <w:abstractNumId w:val="12"/>
  </w:num>
  <w:num w:numId="11" w16cid:durableId="1000473126">
    <w:abstractNumId w:val="7"/>
  </w:num>
  <w:num w:numId="12" w16cid:durableId="275017394">
    <w:abstractNumId w:val="8"/>
  </w:num>
  <w:num w:numId="13" w16cid:durableId="1844468873">
    <w:abstractNumId w:val="21"/>
  </w:num>
  <w:num w:numId="14" w16cid:durableId="623273019">
    <w:abstractNumId w:val="3"/>
  </w:num>
  <w:num w:numId="15" w16cid:durableId="662320193">
    <w:abstractNumId w:val="11"/>
  </w:num>
  <w:num w:numId="16" w16cid:durableId="885719166">
    <w:abstractNumId w:val="9"/>
  </w:num>
  <w:num w:numId="17" w16cid:durableId="2044092383">
    <w:abstractNumId w:val="18"/>
  </w:num>
  <w:num w:numId="18" w16cid:durableId="698702306">
    <w:abstractNumId w:val="23"/>
  </w:num>
  <w:num w:numId="19" w16cid:durableId="2053991980">
    <w:abstractNumId w:val="25"/>
  </w:num>
  <w:num w:numId="20" w16cid:durableId="1002202908">
    <w:abstractNumId w:val="16"/>
  </w:num>
  <w:num w:numId="21" w16cid:durableId="743262829">
    <w:abstractNumId w:val="27"/>
  </w:num>
  <w:num w:numId="22" w16cid:durableId="211576896">
    <w:abstractNumId w:val="13"/>
  </w:num>
  <w:num w:numId="23" w16cid:durableId="1353218296">
    <w:abstractNumId w:val="2"/>
  </w:num>
  <w:num w:numId="24" w16cid:durableId="1156460210">
    <w:abstractNumId w:val="24"/>
  </w:num>
  <w:num w:numId="25" w16cid:durableId="1618022682">
    <w:abstractNumId w:val="17"/>
  </w:num>
  <w:num w:numId="26" w16cid:durableId="2105570897">
    <w:abstractNumId w:val="14"/>
  </w:num>
  <w:num w:numId="27" w16cid:durableId="1768382973">
    <w:abstractNumId w:val="15"/>
  </w:num>
  <w:num w:numId="28" w16cid:durableId="2078554217">
    <w:abstractNumId w:val="2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Teck Sheng Chia">
    <w15:presenceInfo w15:providerId="AD" w15:userId="S::Teck.Sheng.Chia@ibm.com::e64ad04c-1cbf-49cf-a99c-b2173b563aa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trackRevisions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0662"/>
    <w:rsid w:val="00045775"/>
    <w:rsid w:val="00096321"/>
    <w:rsid w:val="000A4C23"/>
    <w:rsid w:val="000C307E"/>
    <w:rsid w:val="000D4B95"/>
    <w:rsid w:val="001C1A6D"/>
    <w:rsid w:val="001C4095"/>
    <w:rsid w:val="001E7132"/>
    <w:rsid w:val="00266468"/>
    <w:rsid w:val="00294D1C"/>
    <w:rsid w:val="002952FD"/>
    <w:rsid w:val="003569D7"/>
    <w:rsid w:val="00362BDE"/>
    <w:rsid w:val="00374226"/>
    <w:rsid w:val="003A57D9"/>
    <w:rsid w:val="003D607A"/>
    <w:rsid w:val="003F3B48"/>
    <w:rsid w:val="00486DF5"/>
    <w:rsid w:val="00534F30"/>
    <w:rsid w:val="005522CC"/>
    <w:rsid w:val="00556A10"/>
    <w:rsid w:val="005A36E8"/>
    <w:rsid w:val="005A376A"/>
    <w:rsid w:val="005B1B6F"/>
    <w:rsid w:val="00600662"/>
    <w:rsid w:val="0062331B"/>
    <w:rsid w:val="00673428"/>
    <w:rsid w:val="006C68FE"/>
    <w:rsid w:val="006F6981"/>
    <w:rsid w:val="006F6C73"/>
    <w:rsid w:val="0077426F"/>
    <w:rsid w:val="0079626E"/>
    <w:rsid w:val="007D404A"/>
    <w:rsid w:val="00817DFC"/>
    <w:rsid w:val="00845DD5"/>
    <w:rsid w:val="0086064C"/>
    <w:rsid w:val="00880273"/>
    <w:rsid w:val="008A692D"/>
    <w:rsid w:val="008F2CA4"/>
    <w:rsid w:val="0091308C"/>
    <w:rsid w:val="00975FC0"/>
    <w:rsid w:val="009B664A"/>
    <w:rsid w:val="00A04FB5"/>
    <w:rsid w:val="00A07E3F"/>
    <w:rsid w:val="00A44313"/>
    <w:rsid w:val="00AB5AF2"/>
    <w:rsid w:val="00AD6FAB"/>
    <w:rsid w:val="00B47BF8"/>
    <w:rsid w:val="00C44E8D"/>
    <w:rsid w:val="00C625DD"/>
    <w:rsid w:val="00CA6080"/>
    <w:rsid w:val="00CF3667"/>
    <w:rsid w:val="00DA20E2"/>
    <w:rsid w:val="00DB2346"/>
    <w:rsid w:val="00DF3547"/>
    <w:rsid w:val="00E00E1A"/>
    <w:rsid w:val="00E2186F"/>
    <w:rsid w:val="00F11099"/>
    <w:rsid w:val="00F24D16"/>
    <w:rsid w:val="00F91CBC"/>
    <w:rsid w:val="00F96EA5"/>
    <w:rsid w:val="00FE3C36"/>
    <w:rsid w:val="00FF4D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7619A30"/>
  <w15:chartTrackingRefBased/>
  <w15:docId w15:val="{BE104B05-40E3-8D4A-828E-D5331696E4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SG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0066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0066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0066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0066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0066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0066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0066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0066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0066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066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0066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0066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0066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0066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0066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0066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0066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0066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0066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0066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0066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0066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0066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0066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0066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0066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0066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0066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0066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79626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626E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534F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045775"/>
    <w:rPr>
      <w:color w:val="96607D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8A692D"/>
    <w:rPr>
      <w:b/>
      <w:bCs/>
    </w:rPr>
  </w:style>
  <w:style w:type="paragraph" w:styleId="Revision">
    <w:name w:val="Revision"/>
    <w:hidden/>
    <w:uiPriority w:val="99"/>
    <w:semiHidden/>
    <w:rsid w:val="00DA20E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61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7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0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27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63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9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8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4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00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8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44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69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45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49774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7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095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935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789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7552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1598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97927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8217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8431812">
                                  <w:marLeft w:val="0"/>
                                  <w:marRight w:val="0"/>
                                  <w:marTop w:val="6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646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58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78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3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0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47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15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1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80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6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33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46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70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1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9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45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48860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5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023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800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308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0519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0878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61342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2313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5477508">
                                  <w:marLeft w:val="0"/>
                                  <w:marRight w:val="0"/>
                                  <w:marTop w:val="6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41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21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3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44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9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9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8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9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83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7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1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13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4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7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53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0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73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1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54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2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22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:9080/resorts," TargetMode="External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microsoft.com/office/2011/relationships/people" Target="peop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://localhost:9080/resorts,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5</Pages>
  <Words>438</Words>
  <Characters>2499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Sidharth Mittal</dc:creator>
  <cp:keywords/>
  <dc:description/>
  <cp:lastModifiedBy>Teck Sheng Chia</cp:lastModifiedBy>
  <cp:revision>77</cp:revision>
  <dcterms:created xsi:type="dcterms:W3CDTF">2024-09-02T16:08:00Z</dcterms:created>
  <dcterms:modified xsi:type="dcterms:W3CDTF">2024-10-10T09:52:00Z</dcterms:modified>
</cp:coreProperties>
</file>